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1"/>
        </w:sdtPr>
        <w:sdtContent>
          <w:ins w:author="Amruta Aamte" w:id="0" w:date="2021-12-11T07:02:27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DD</w:t>
            </w:r>
          </w:ins>
        </w:sdtContent>
      </w:sdt>
      <w:sdt>
        <w:sdtPr>
          <w:tag w:val="goog_rdk_2"/>
        </w:sdtPr>
        <w:sdtContent>
          <w:ins w:author="Deepak kumar patel" w:id="1" w:date="2021-04-25T08:37:53Z">
            <w:sdt>
              <w:sdtPr>
                <w:tag w:val="goog_rdk_3"/>
              </w:sdtPr>
              <w:sdtContent>
                <w:del w:author="Shivanshu Yadav" w:id="2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4"/>
        </w:sdtPr>
        <w:sdtContent>
          <w:ins w:author="Rohan Bhardwaj" w:id="3" w:date="2021-06-01T08:59:49Z">
            <w:sdt>
              <w:sdtPr>
                <w:tag w:val="goog_rdk_5"/>
              </w:sdtPr>
              <w:sdtContent>
                <w:del w:author="Shivanshu Yadav" w:id="2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sdt>
        <w:sdtPr>
          <w:tag w:val="goog_rdk_6"/>
        </w:sdtPr>
        <w:sdtContent>
          <w:ins w:author="Deepak kumar patel" w:id="1" w:date="2021-04-25T08:37:53Z">
            <w:sdt>
              <w:sdtPr>
                <w:tag w:val="goog_rdk_7"/>
              </w:sdtPr>
              <w:sdtContent>
                <w:del w:author="Shivanshu Yadav" w:id="2" w:date="2021-07-09T22:06:57Z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000000"/>
                      <w:sz w:val="22"/>
                      <w:szCs w:val="22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 </w:delText>
                  </w:r>
                </w:del>
              </w:sdtContent>
            </w:sdt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1) GPA – numerical, actual GPA</w:t>
      </w:r>
    </w:p>
    <w:sdt>
      <w:sdtPr>
        <w:tag w:val="goog_rdk_9"/>
      </w:sdtPr>
      <w:sdtContent>
        <w:p w:rsidR="00000000" w:rsidDel="00000000" w:rsidP="00000000" w:rsidRDefault="00000000" w:rsidRPr="00000000" w14:paraId="00000002">
          <w:pPr>
            <w:pageBreakBefore w:val="0"/>
            <w:rPr>
              <w:ins w:author="Vishnupriya 19RH1A05H9" w:id="4" w:date="2021-11-11T13:30:16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2) Gender</w:t>
          </w:r>
          <w:sdt>
            <w:sdtPr>
              <w:tag w:val="goog_rdk_8"/>
            </w:sdtPr>
            <w:sdtContent>
              <w:ins w:author="Vishnupriya 19RH1A05H9" w:id="4" w:date="2021-11-11T13:30:16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2"/>
      </w:sdtPr>
      <w:sdtContent>
        <w:p w:rsidR="00000000" w:rsidDel="00000000" w:rsidP="00000000" w:rsidRDefault="00000000" w:rsidRPr="00000000" w14:paraId="00000003">
          <w:pPr>
            <w:pageBreakBefore w:val="0"/>
            <w:rPr>
              <w:ins w:author="Vishnupriya 19RH1A05H9" w:id="6" w:date="2021-11-11T13:30:11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10"/>
            </w:sdtPr>
            <w:sdtContent>
              <w:ins w:author="Vishnupriya 19RH1A05H9" w:id="5" w:date="2021-11-11T13:30:20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(1 – Female</w:t>
          </w:r>
          <w:sdt>
            <w:sdtPr>
              <w:tag w:val="goog_rdk_11"/>
            </w:sdtPr>
            <w:sdtContent>
              <w:ins w:author="Vishnupriya 19RH1A05H9" w:id="6" w:date="2021-11-11T13:30:1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16"/>
      </w:sdtPr>
      <w:sdtContent>
        <w:p w:rsidR="00000000" w:rsidDel="00000000" w:rsidP="00000000" w:rsidRDefault="00000000" w:rsidRPr="00000000" w14:paraId="00000004">
          <w:pPr>
            <w:pageBreakBefore w:val="0"/>
            <w:rPr>
              <w:ins w:author="Vishnupriya 19RH1A05H9" w:id="9" w:date="2021-11-11T13:29:52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</w:t>
          </w:r>
          <w:sdt>
            <w:sdtPr>
              <w:tag w:val="goog_rdk_13"/>
            </w:sdtPr>
            <w:sdtContent>
              <w:ins w:author="Vishnupriya 19RH1A05H9" w:id="7" w:date="2021-11-11T13:30:24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t xml:space="preserve">       </w:t>
                </w:r>
              </w:ins>
            </w:sdtContent>
          </w:sdt>
          <w:sdt>
            <w:sdtPr>
              <w:tag w:val="goog_rdk_14"/>
            </w:sdtPr>
            <w:sdtContent>
              <w:del w:author="Vishnupriya 19RH1A05H9" w:id="8" w:date="2021-11-11T13:30:32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and</w:delText>
                </w:r>
              </w:del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 2 – Male)</w:t>
          </w:r>
          <w:sdt>
            <w:sdtPr>
              <w:tag w:val="goog_rdk_15"/>
            </w:sdtPr>
            <w:sdtContent>
              <w:ins w:author="Vishnupriya 19RH1A05H9" w:id="9" w:date="2021-11-11T13:29:52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p w:rsidR="00000000" w:rsidDel="00000000" w:rsidP="00000000" w:rsidRDefault="00000000" w:rsidRPr="00000000" w14:paraId="0000000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18"/>
      </w:sdtPr>
      <w:sdtContent>
        <w:p w:rsidR="00000000" w:rsidDel="00000000" w:rsidP="00000000" w:rsidRDefault="00000000" w:rsidRPr="00000000" w14:paraId="00000006">
          <w:pPr>
            <w:pageBreakBefore w:val="0"/>
            <w:rPr>
              <w:del w:author="Deshmukh Saurav" w:id="10" w:date="2021-09-27T07:02:57Z"/>
              <w:rFonts w:ascii="Times New Roman" w:cs="Times New Roman" w:eastAsia="Times New Roman" w:hAnsi="Times New Roman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3) Breakfast (the participants are shown the following pictures and asked which one of these pictures they associate with the word “breakfast), 1 – cereal option and 2 – donut op</w:t>
          </w:r>
          <w:sdt>
            <w:sdtPr>
              <w:tag w:val="goog_rdk_17"/>
            </w:sdtPr>
            <w:sdtContent>
              <w:del w:author="Deshmukh Saurav" w:id="10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  <w:rtl w:val="0"/>
                  </w:rPr>
                  <w:delText xml:space="preserve">tion</w:delText>
                </w:r>
              </w:del>
            </w:sdtContent>
          </w:sdt>
        </w:p>
      </w:sdtContent>
    </w:sdt>
    <w:sdt>
      <w:sdtPr>
        <w:tag w:val="goog_rdk_20"/>
      </w:sdtPr>
      <w:sdtContent>
        <w:p w:rsidR="00000000" w:rsidDel="00000000" w:rsidP="00000000" w:rsidRDefault="00000000" w:rsidRPr="00000000" w14:paraId="00000007">
          <w:pPr>
            <w:pageBreakBefore w:val="0"/>
            <w:rPr>
              <w:del w:author="Deshmukh Saurav" w:id="10" w:date="2021-09-27T07:02:57Z"/>
              <w:rFonts w:ascii="Times New Roman" w:cs="Times New Roman" w:eastAsia="Times New Roman" w:hAnsi="Times New Roman"/>
            </w:rPr>
          </w:pPr>
          <w:sdt>
            <w:sdtPr>
              <w:tag w:val="goog_rdk_19"/>
            </w:sdtPr>
            <w:sdtContent>
              <w:del w:author="Deshmukh Saurav" w:id="10" w:date="2021-09-27T07:02:57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sdt>
      <w:sdtPr>
        <w:tag w:val="goog_rdk_26"/>
      </w:sdtPr>
      <w:sdtContent>
        <w:p w:rsidR="00000000" w:rsidDel="00000000" w:rsidP="00000000" w:rsidRDefault="00000000" w:rsidRPr="00000000" w14:paraId="00000008">
          <w:pPr>
            <w:rPr>
              <w:rFonts w:ascii="Times New Roman" w:cs="Times New Roman" w:eastAsia="Times New Roman" w:hAnsi="Times New Roman"/>
            </w:rPr>
            <w:pPrChange w:author="Deshmukh Saurav" w:id="0" w:date="2021-09-27T07:02:57Z">
              <w:pPr>
                <w:pageBreakBefore w:val="0"/>
              </w:pPr>
            </w:pPrChange>
          </w:pPr>
          <w:sdt>
            <w:sdtPr>
              <w:tag w:val="goog_rdk_23"/>
            </w:sdtPr>
            <w:sdtContent>
              <w:ins w:author="Hamza Aziz" w:id="11" w:date="2021-10-29T20:31:37Z">
                <w:sdt>
                  <w:sdtPr>
                    <w:tag w:val="goog_rdk_24"/>
                  </w:sdtPr>
                  <w:sdtContent>
                    <w:del w:author="Deshmukh Saurav" w:id="10" w:date="2021-09-27T07:02:57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16" name="image4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4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</w:rPr>
                        <w:drawing>
                          <wp:inline distB="0" distT="0" distL="0" distR="0">
                            <wp:extent cx="1600385" cy="1449406"/>
                            <wp:effectExtent b="0" l="0" r="0" t="0"/>
                            <wp:docPr id="14" name="image4.png"/>
                            <a:graphic>
                              <a:graphicData uri="http://schemas.openxmlformats.org/drawingml/2006/picture">
                                <pic:pic>
                                  <pic:nvPicPr>
                                    <pic:cNvPr id="0" name="image4.png"/>
                                    <pic:cNvPicPr preferRelativeResize="0"/>
                                  </pic:nvPicPr>
                                  <pic:blipFill>
                                    <a:blip r:embed="rId7"/>
                                    <a:srcRect b="0" l="0" r="0" t="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00385" cy="1449406"/>
                                    </a:xfrm>
                                    <a:prstGeom prst="rect"/>
                                    <a:ln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del>
                  </w:sdtContent>
                </w:sdt>
              </w:ins>
            </w:sdtContent>
          </w:sdt>
          <w:sdt>
            <w:sdtPr>
              <w:tag w:val="goog_rdk_25"/>
            </w:sdtPr>
            <w:sdtContent>
              <w:del w:author="Deshmukh Saurav" w:id="10" w:date="2021-09-27T07:02:57Z">
                <w:r w:rsidDel="00000000" w:rsidR="00000000" w:rsidRPr="00000000">
                  <w:rPr>
                    <w:rFonts w:ascii="Times New Roman" w:cs="Times New Roman" w:eastAsia="Times New Roman" w:hAnsi="Times New Roman"/>
                  </w:rPr>
                  <w:drawing>
                    <wp:inline distB="0" distT="0" distL="0" distR="0">
                      <wp:extent cx="1600385" cy="1449406"/>
                      <wp:effectExtent b="0" l="0" r="0" t="0"/>
                      <wp:docPr id="18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7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600385" cy="1449406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del>
            </w:sdtContent>
          </w:sdt>
          <w:r w:rsidDel="00000000" w:rsidR="00000000" w:rsidRPr="00000000">
            <w:rPr>
              <w:rtl w:val="0"/>
            </w:rPr>
          </w:r>
        </w:p>
      </w:sdtContent>
    </w:sdt>
    <w:p w:rsidR="00000000" w:rsidDel="00000000" w:rsidP="00000000" w:rsidRDefault="00000000" w:rsidRPr="00000000" w14:paraId="0000000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09750" cy="12065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4) calories_chicken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chicken piadina: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1 - 265 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2 - 430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3 - 610 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– 720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5) calories_day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Importance of consuming calories per day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i </w:t>
      </w:r>
      <w:sdt>
        <w:sdtPr>
          <w:tag w:val="goog_rdk_27"/>
        </w:sdtPr>
        <w:sdtContent>
          <w:ins w:author="Shivanshu Yadav" w:id="13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don't</w:t>
            </w:r>
          </w:ins>
        </w:sdtContent>
      </w:sdt>
      <w:sdt>
        <w:sdtPr>
          <w:tag w:val="goog_rdk_28"/>
        </w:sdtPr>
        <w:sdtContent>
          <w:del w:author="Shivanshu Yadav" w:id="13" w:date="2021-07-09T22:07:29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dont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know how many calories i should consume 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it is not at all important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it is moderately important 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it is very important</w:t>
      </w:r>
    </w:p>
    <w:p w:rsidR="00000000" w:rsidDel="00000000" w:rsidP="00000000" w:rsidRDefault="00000000" w:rsidRPr="00000000" w14:paraId="0000001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6) calories_sco</w:t>
      </w:r>
      <w:sdt>
        <w:sdtPr>
          <w:tag w:val="goog_rdk_29"/>
        </w:sdtPr>
        <w:sdtContent>
          <w:ins w:author="Prayushi Doshi" w:id="14" w:date="2021-09-11T09:01:08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</w:t>
            </w:r>
          </w:ins>
        </w:sdtContent>
      </w:sdt>
      <w:sdt>
        <w:sdtPr>
          <w:tag w:val="goog_rdk_30"/>
        </w:sdtPr>
        <w:sdtContent>
          <w:ins w:author="Rohan Bhardwaj" w:id="15" w:date="2021-06-01T09:12:43Z">
            <w:sdt>
              <w:sdtPr>
                <w:tag w:val="goog_rdk_31"/>
              </w:sdtPr>
              <w:sdtContent>
                <w:del w:author="Prayushi Doshi" w:id="14" w:date="2021-09-11T09:01:08Z">
                  <w:r w:rsidDel="00000000" w:rsidR="00000000" w:rsidRPr="00000000">
                    <w:rPr>
                      <w:rFonts w:ascii="Times New Roman" w:cs="Times New Roman" w:eastAsia="Times New Roman" w:hAnsi="Times New Roman"/>
                      <w:b w:val="0"/>
                      <w:i w:val="0"/>
                      <w:smallCaps w:val="0"/>
                      <w:strike w:val="0"/>
                      <w:color w:val="000000"/>
                      <w:sz w:val="24"/>
                      <w:szCs w:val="24"/>
                      <w:u w:val="none"/>
                      <w:shd w:fill="auto" w:val="clear"/>
                      <w:vertAlign w:val="baseline"/>
                      <w:rtl w:val="0"/>
                    </w:rPr>
                    <w:delText xml:space="preserve">r</w:delText>
                  </w:r>
                </w:del>
              </w:sdtContent>
            </w:sdt>
          </w:ins>
        </w:sdtContent>
      </w:sdt>
      <w:sdt>
        <w:sdtPr>
          <w:tag w:val="goog_rdk_32"/>
        </w:sdtPr>
        <w:sdtContent>
          <w:del w:author="Rohan Bhardwaj" w:id="15" w:date="2021-06-01T09:12:43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n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</w:t>
      </w:r>
      <w:sdt>
        <w:sdtPr>
          <w:tag w:val="goog_rdk_33"/>
        </w:sdtPr>
        <w:sdtContent>
          <w:ins w:author="Prayushi Doshi" w:id="16" w:date="2021-09-11T09:01:2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scone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scone from starbucks 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1 - 107 cal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2 - 315 cal 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3 - 420 cal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4 - 980 cal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(the variable shows the actual number of calories participants selected)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7) coffee – which of the two pictures you associate with the word coffee?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– creamy </w:t>
      </w:r>
      <w:sdt>
        <w:sdtPr>
          <w:tag w:val="goog_rdk_34"/>
        </w:sdtPr>
        <w:sdtContent>
          <w:ins w:author="Shivanshu Yadav" w:id="1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frappuccino</w:t>
            </w:r>
          </w:ins>
        </w:sdtContent>
      </w:sdt>
      <w:sdt>
        <w:sdtPr>
          <w:tag w:val="goog_rdk_35"/>
        </w:sdtPr>
        <w:sdtContent>
          <w:del w:author="Shivanshu Yadav" w:id="17" w:date="2021-07-09T22:07:35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frapuccino</w:delText>
            </w:r>
          </w:del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– espresso shown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72973" cy="12700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2973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66390" cy="1223032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390" cy="1223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8) comfort_food - List 3-5 comfort foods that come to mind. </w:t>
      </w:r>
    </w:p>
    <w:p w:rsidR="00000000" w:rsidDel="00000000" w:rsidP="00000000" w:rsidRDefault="00000000" w:rsidRPr="00000000" w14:paraId="0000002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9) comfort_food_reasons - What are some of the reasons that make you eat comfort food? (i.e., anger, sadness, happiness, boredom, etc) - list up to three</w:t>
      </w:r>
    </w:p>
    <w:p w:rsidR="00000000" w:rsidDel="00000000" w:rsidP="00000000" w:rsidRDefault="00000000" w:rsidRPr="00000000" w14:paraId="000000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(perfect for NLP)</w:t>
      </w:r>
    </w:p>
    <w:p w:rsidR="00000000" w:rsidDel="00000000" w:rsidP="00000000" w:rsidRDefault="00000000" w:rsidRPr="00000000" w14:paraId="0000002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10) comfort_food_reasons_coded</w:t>
      </w:r>
    </w:p>
    <w:p w:rsidR="00000000" w:rsidDel="00000000" w:rsidP="00000000" w:rsidRDefault="00000000" w:rsidRPr="00000000" w14:paraId="0000002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(the one mentioned first)</w:t>
      </w:r>
    </w:p>
    <w:p w:rsidR="00000000" w:rsidDel="00000000" w:rsidP="00000000" w:rsidRDefault="00000000" w:rsidRPr="00000000" w14:paraId="0000003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stress</w:t>
      </w:r>
    </w:p>
    <w:p w:rsidR="00000000" w:rsidDel="00000000" w:rsidP="00000000" w:rsidRDefault="00000000" w:rsidRPr="00000000" w14:paraId="0000003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boredom</w:t>
      </w:r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depression/sadness</w:t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hunger</w:t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laziness</w:t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cold weather</w:t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happiness </w:t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</w:t>
      </w:r>
      <w:sdt>
        <w:sdtPr>
          <w:tag w:val="goog_rdk_36"/>
        </w:sdtPr>
        <w:sdtContent>
          <w:ins w:author="Kashin Shah" w:id="18" w:date="2021-08-18T16:05:30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- watching tv</w:t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none </w:t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11) cook – how often do you cook?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Every day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A couple of times a week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Whenever I can, but that is not very often 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I only help a little during holidays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Never, I really do not know my way around a kitchen</w:t>
      </w:r>
    </w:p>
    <w:p w:rsidR="00000000" w:rsidDel="00000000" w:rsidP="00000000" w:rsidRDefault="00000000" w:rsidRPr="00000000" w14:paraId="0000004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dt>
      <w:sdtPr>
        <w:tag w:val="goog_rdk_39"/>
      </w:sdtPr>
      <w:sdtContent>
        <w:p w:rsidR="00000000" w:rsidDel="00000000" w:rsidP="00000000" w:rsidRDefault="00000000" w:rsidRPr="00000000" w14:paraId="00000044">
          <w:pPr>
            <w:pageBreakBefore w:val="0"/>
            <w:rPr>
              <w:ins w:author="Yash Wadgave" w:id="19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38"/>
            </w:sdtPr>
            <w:sdtContent>
              <w:ins w:author="Yash Wadgave" w:id="19" w:date="2021-07-26T07:03:01Z">
                <w:r w:rsidDel="00000000" w:rsidR="00000000" w:rsidRPr="00000000">
                  <w:rPr>
                    <w:rtl w:val="0"/>
                  </w:rPr>
                </w:r>
              </w:ins>
            </w:sdtContent>
          </w:sdt>
        </w:p>
      </w:sdtContent>
    </w:sdt>
    <w:sdt>
      <w:sdtPr>
        <w:tag w:val="goog_rdk_44"/>
      </w:sdtPr>
      <w:sdtContent>
        <w:p w:rsidR="00000000" w:rsidDel="00000000" w:rsidP="00000000" w:rsidRDefault="00000000" w:rsidRPr="00000000" w14:paraId="00000045">
          <w:pPr>
            <w:pageBreakBefore w:val="0"/>
            <w:rPr>
              <w:del w:author="Yash Wadgave" w:id="19" w:date="2021-07-26T07:03:01Z"/>
              <w:rFonts w:ascii="Times New Roman" w:cs="Times New Roman" w:eastAsia="Times New Roman" w:hAnsi="Times New Roman"/>
            </w:rPr>
          </w:pPr>
          <w:sdt>
            <w:sdtPr>
              <w:tag w:val="goog_rdk_41"/>
            </w:sdtPr>
            <w:sdtContent>
              <w:ins w:author="Yash Wadgave" w:id="19" w:date="2021-07-26T07:03:01Z">
                <w:sdt>
                  <w:sdtPr>
                    <w:tag w:val="goog_rdk_42"/>
                  </w:sdtPr>
                  <w:sdtContent>
                    <w:del w:author="Prayushi Doshi" w:id="20" w:date="2021-09-11T09:07:39Z"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1</w:delText>
                      </w:r>
                      <w:r w:rsidDel="00000000" w:rsidR="00000000" w:rsidRPr="00000000">
                        <w:rPr>
                          <w:rFonts w:ascii="Times New Roman" w:cs="Times New Roman" w:eastAsia="Times New Roman" w:hAnsi="Times New Roman"/>
                          <w:rtl w:val="0"/>
                        </w:rPr>
                        <w:delText xml:space="preserve"> – American</w:delText>
                      </w:r>
                    </w:del>
                  </w:sdtContent>
                </w:sdt>
              </w:ins>
            </w:sdtContent>
          </w:sdt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12) cuisine – what type of cuisine did you eat growing up?</w:t>
          </w:r>
          <w:sdt>
            <w:sdtPr>
              <w:tag w:val="goog_rdk_43"/>
            </w:sdtPr>
            <w:sdtContent>
              <w:del w:author="Yash Wadgave" w:id="19" w:date="2021-07-26T07:03:01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46">
      <w:pPr>
        <w:pageBreakBefore w:val="0"/>
        <w:rPr>
          <w:rFonts w:ascii="Times New Roman" w:cs="Times New Roman" w:eastAsia="Times New Roman" w:hAnsi="Times New Roman"/>
        </w:rPr>
      </w:pPr>
      <w:sdt>
        <w:sdtPr>
          <w:tag w:val="goog_rdk_45"/>
        </w:sdtPr>
        <w:sdtContent>
          <w:del w:author="Yash Wadgave" w:id="19" w:date="2021-07-26T07:03:0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1 – American</w:delText>
            </w:r>
          </w:del>
        </w:sdtContent>
      </w:sdt>
      <w:sdt>
        <w:sdtPr>
          <w:tag w:val="goog_rdk_46"/>
        </w:sdtPr>
        <w:sdtContent>
          <w:ins w:author="Prayushi Doshi" w:id="21" w:date="2021-09-11T09:06:57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 – American</w:t>
            </w:r>
          </w:ins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Mexican.Spanish</w:t>
      </w:r>
    </w:p>
    <w:p w:rsidR="00000000" w:rsidDel="00000000" w:rsidP="00000000" w:rsidRDefault="00000000" w:rsidRPr="00000000" w14:paraId="0000004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Korean/Asian</w:t>
      </w:r>
    </w:p>
    <w:p w:rsidR="00000000" w:rsidDel="00000000" w:rsidP="00000000" w:rsidRDefault="00000000" w:rsidRPr="00000000" w14:paraId="0000004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Indian</w:t>
      </w:r>
    </w:p>
    <w:p w:rsidR="00000000" w:rsidDel="00000000" w:rsidP="00000000" w:rsidRDefault="00000000" w:rsidRPr="00000000" w14:paraId="000000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 inspired international dishes</w:t>
      </w:r>
    </w:p>
    <w:p w:rsidR="00000000" w:rsidDel="00000000" w:rsidP="00000000" w:rsidRDefault="00000000" w:rsidRPr="00000000" w14:paraId="000000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other</w:t>
      </w:r>
    </w:p>
    <w:p w:rsidR="00000000" w:rsidDel="00000000" w:rsidP="00000000" w:rsidRDefault="00000000" w:rsidRPr="00000000" w14:paraId="0000004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(lots of cleaning needed for this variable)</w:t>
      </w:r>
    </w:p>
    <w:p w:rsidR="00000000" w:rsidDel="00000000" w:rsidP="00000000" w:rsidRDefault="00000000" w:rsidRPr="00000000" w14:paraId="000000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13) diet_current – describe your current diet</w:t>
      </w:r>
    </w:p>
    <w:p w:rsidR="00000000" w:rsidDel="00000000" w:rsidP="00000000" w:rsidRDefault="00000000" w:rsidRPr="00000000" w14:paraId="000000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– ideal for NLP</w:t>
      </w:r>
    </w:p>
    <w:p w:rsidR="00000000" w:rsidDel="00000000" w:rsidP="00000000" w:rsidRDefault="00000000" w:rsidRPr="00000000" w14:paraId="00000051">
      <w:pPr>
        <w:pageBreakBefore w:val="0"/>
        <w:tabs>
          <w:tab w:val="left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</w:p>
    <w:p w:rsidR="00000000" w:rsidDel="00000000" w:rsidP="00000000" w:rsidRDefault="00000000" w:rsidRPr="00000000" w14:paraId="00000052">
      <w:pPr>
        <w:pageBreakBefore w:val="0"/>
        <w:tabs>
          <w:tab w:val="left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14) diet_current_coded</w:t>
      </w:r>
    </w:p>
    <w:p w:rsidR="00000000" w:rsidDel="00000000" w:rsidP="00000000" w:rsidRDefault="00000000" w:rsidRPr="00000000" w14:paraId="0000005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(based on words used to describe the diet)</w:t>
      </w:r>
    </w:p>
    <w:p w:rsidR="00000000" w:rsidDel="00000000" w:rsidP="00000000" w:rsidRDefault="00000000" w:rsidRPr="00000000" w14:paraId="000000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healthy/balanced/moderated/</w:t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unhealthy/cheap/too much/random/</w:t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 thing over and over</w:t>
      </w:r>
    </w:p>
    <w:p w:rsidR="00000000" w:rsidDel="00000000" w:rsidP="00000000" w:rsidRDefault="00000000" w:rsidRPr="00000000" w14:paraId="00000059">
      <w:pPr>
        <w:pageBreakBefore w:val="0"/>
        <w:tabs>
          <w:tab w:val="left" w:pos="268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15) </w:t>
      </w:r>
      <w:sdt>
        <w:sdtPr>
          <w:tag w:val="goog_rdk_47"/>
        </w:sdtPr>
        <w:sdtContent>
          <w:ins w:author="Shivanshu Yadav" w:id="22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Which</w:t>
            </w:r>
          </w:ins>
        </w:sdtContent>
      </w:sdt>
      <w:sdt>
        <w:sdtPr>
          <w:tag w:val="goog_rdk_48"/>
        </w:sdtPr>
        <w:sdtContent>
          <w:del w:author="Shivanshu Yadav" w:id="22" w:date="2021-07-09T22:08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sdt>
        <w:sdtPr>
          <w:tag w:val="goog_rdk_49"/>
        </w:sdtPr>
        <w:sdtContent>
          <w:del w:author="Manish Masiwal" w:id="23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p</w:delText>
            </w:r>
          </w:del>
        </w:sdtContent>
      </w:sdt>
      <w:sdt>
        <w:sdtPr>
          <w:tag w:val="goog_rdk_50"/>
        </w:sdtPr>
        <w:sdtContent>
          <w:ins w:author="Manish Masiwal" w:id="23" w:date="2021-07-11T07:13:5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icture do you associate with the word “drink”?</w:t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orange juice</w:t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soda </w:t>
      </w:r>
    </w:p>
    <w:p w:rsidR="00000000" w:rsidDel="00000000" w:rsidP="00000000" w:rsidRDefault="00000000" w:rsidRPr="00000000" w14:paraId="000000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057400" cy="2057400"/>
            <wp:effectExtent b="0" l="0" r="0" t="0"/>
            <wp:docPr id="2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885950" cy="12573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16) eating_changes  - Describe your eating changes since the moment you got into college?</w:t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 </w:t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17) eating_changes_coded</w:t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worse</w:t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better</w:t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the same</w:t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unclear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18) eating_changes_coded1</w:t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eat faster</w:t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bigger quantity</w:t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worse quality </w:t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same food</w:t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healthier</w:t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unclear</w:t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drink coffee </w:t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less food</w:t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 – more sweets</w:t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10 – timing </w:t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11 – more carbs or snacking</w:t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12 – drink more water</w:t>
      </w:r>
    </w:p>
    <w:p w:rsidR="00000000" w:rsidDel="00000000" w:rsidP="00000000" w:rsidRDefault="00000000" w:rsidRPr="00000000" w14:paraId="000000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13 – more variety</w:t>
      </w:r>
    </w:p>
    <w:p w:rsidR="00000000" w:rsidDel="00000000" w:rsidP="00000000" w:rsidRDefault="00000000" w:rsidRPr="00000000" w14:paraId="0000007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19) eating_out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frequency of eating out in a typical week 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2 - 1-2 times 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3 - 2-3 times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4 - 3-5 times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every day</w:t>
      </w:r>
    </w:p>
    <w:p w:rsidR="00000000" w:rsidDel="00000000" w:rsidP="00000000" w:rsidRDefault="00000000" w:rsidRPr="00000000" w14:paraId="0000008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20) employment –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do you work?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yes full time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yes part time 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– no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 - other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21) ethnic_food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ethnic food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9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22) exercise – how often do you exercise in a regular week?</w:t>
      </w:r>
    </w:p>
    <w:p w:rsidR="00000000" w:rsidDel="00000000" w:rsidP="00000000" w:rsidRDefault="00000000" w:rsidRPr="00000000" w14:paraId="0000009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Everyday </w:t>
      </w:r>
    </w:p>
    <w:p w:rsidR="00000000" w:rsidDel="00000000" w:rsidP="00000000" w:rsidRDefault="00000000" w:rsidRPr="00000000" w14:paraId="0000009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Twice or three times per week </w:t>
      </w:r>
    </w:p>
    <w:p w:rsidR="00000000" w:rsidDel="00000000" w:rsidP="00000000" w:rsidRDefault="00000000" w:rsidRPr="00000000" w14:paraId="0000009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3 - Once a week</w:t>
      </w:r>
    </w:p>
    <w:p w:rsidR="00000000" w:rsidDel="00000000" w:rsidP="00000000" w:rsidRDefault="00000000" w:rsidRPr="00000000" w14:paraId="0000009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4 - Sometimes </w:t>
      </w:r>
    </w:p>
    <w:p w:rsidR="00000000" w:rsidDel="00000000" w:rsidP="00000000" w:rsidRDefault="00000000" w:rsidRPr="00000000" w14:paraId="0000009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Never</w:t>
      </w:r>
    </w:p>
    <w:p w:rsidR="00000000" w:rsidDel="00000000" w:rsidP="00000000" w:rsidRDefault="00000000" w:rsidRPr="00000000" w14:paraId="0000009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23) father_education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 </w:t>
      </w:r>
    </w:p>
    <w:p w:rsidR="00000000" w:rsidDel="00000000" w:rsidP="00000000" w:rsidRDefault="00000000" w:rsidRPr="00000000" w14:paraId="000000A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24) father_profession – what is your father profession?</w:t>
      </w:r>
    </w:p>
    <w:p w:rsidR="00000000" w:rsidDel="00000000" w:rsidP="00000000" w:rsidRDefault="00000000" w:rsidRPr="00000000" w14:paraId="000000A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25) fav_cuisine - What is your favorite cuisine?</w:t>
      </w:r>
    </w:p>
    <w:p w:rsidR="00000000" w:rsidDel="00000000" w:rsidP="00000000" w:rsidRDefault="00000000" w:rsidRPr="00000000" w14:paraId="000000A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A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26) fav_cuisine_coded</w:t>
      </w:r>
    </w:p>
    <w:p w:rsidR="00000000" w:rsidDel="00000000" w:rsidP="00000000" w:rsidRDefault="00000000" w:rsidRPr="00000000" w14:paraId="000000A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0-none</w:t>
      </w:r>
    </w:p>
    <w:p w:rsidR="00000000" w:rsidDel="00000000" w:rsidP="00000000" w:rsidRDefault="00000000" w:rsidRPr="00000000" w14:paraId="000000A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Italian/French/greek</w:t>
      </w:r>
    </w:p>
    <w:p w:rsidR="00000000" w:rsidDel="00000000" w:rsidP="00000000" w:rsidRDefault="00000000" w:rsidRPr="00000000" w14:paraId="000000A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Spanish/mexican</w:t>
      </w:r>
    </w:p>
    <w:p w:rsidR="00000000" w:rsidDel="00000000" w:rsidP="00000000" w:rsidRDefault="00000000" w:rsidRPr="00000000" w14:paraId="000000A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Arabic/Turkish</w:t>
      </w:r>
    </w:p>
    <w:p w:rsidR="00000000" w:rsidDel="00000000" w:rsidP="00000000" w:rsidRDefault="00000000" w:rsidRPr="00000000" w14:paraId="000000B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asian/chineses/thai/nepal</w:t>
      </w:r>
    </w:p>
    <w:p w:rsidR="00000000" w:rsidDel="00000000" w:rsidP="00000000" w:rsidRDefault="00000000" w:rsidRPr="00000000" w14:paraId="000000B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American</w:t>
      </w:r>
    </w:p>
    <w:p w:rsidR="00000000" w:rsidDel="00000000" w:rsidP="00000000" w:rsidRDefault="00000000" w:rsidRPr="00000000" w14:paraId="000000B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African </w:t>
      </w:r>
    </w:p>
    <w:p w:rsidR="00000000" w:rsidDel="00000000" w:rsidP="00000000" w:rsidRDefault="00000000" w:rsidRPr="00000000" w14:paraId="000000B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Jamaican</w:t>
      </w:r>
    </w:p>
    <w:p w:rsidR="00000000" w:rsidDel="00000000" w:rsidP="00000000" w:rsidRDefault="00000000" w:rsidRPr="00000000" w14:paraId="000000B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indian</w:t>
      </w:r>
    </w:p>
    <w:p w:rsidR="00000000" w:rsidDel="00000000" w:rsidP="00000000" w:rsidRDefault="00000000" w:rsidRPr="00000000" w14:paraId="000000B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27) fav_food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was your favorite food cooked at home or store bought? 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cooked at home 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store bought 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both bought at store and cooked at home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28) food_childhood – what was your favorite childhood food?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Open ended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29) which of these pictures you associate with word fries? </w:t>
      </w:r>
    </w:p>
    <w:p w:rsidR="00000000" w:rsidDel="00000000" w:rsidP="00000000" w:rsidRDefault="00000000" w:rsidRPr="00000000" w14:paraId="000000C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Mcdonald’s fries</w:t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home fries</w:t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829488" cy="1028746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9488" cy="102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954425" cy="787779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4425" cy="787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30) fruit_day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fruit in a regular day 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C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31) grade_level –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freshman 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2 -Sophomore 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Junior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Senior</w:t>
      </w:r>
    </w:p>
    <w:p w:rsidR="00000000" w:rsidDel="00000000" w:rsidP="00000000" w:rsidRDefault="00000000" w:rsidRPr="00000000" w14:paraId="000000D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32) greek_food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greek food when available?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D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33) healthy_feel</w:t>
      </w:r>
      <w:sdt>
        <w:sdtPr>
          <w:tag w:val="goog_rdk_51"/>
        </w:sdtPr>
        <w:sdtContent>
          <w:ins w:author="Tenenz" w:id="24" w:date="2021-09-26T12:14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ing</w:t>
            </w:r>
          </w:ins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how likely are you to agree with the following statement: “I feel very healthy!” ?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0D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34) healthy_meal – what is a healthy meal? Describe in 2-3 sentences.</w:t>
      </w:r>
    </w:p>
    <w:p w:rsidR="00000000" w:rsidDel="00000000" w:rsidP="00000000" w:rsidRDefault="00000000" w:rsidRPr="00000000" w14:paraId="000000E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35) ideal_diet – describe your ideal diet in 2-3 sentences</w:t>
      </w:r>
    </w:p>
    <w:p w:rsidR="00000000" w:rsidDel="00000000" w:rsidP="00000000" w:rsidRDefault="00000000" w:rsidRPr="00000000" w14:paraId="000000E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0E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36) Ideal_diet_coded</w:t>
      </w:r>
    </w:p>
    <w:p w:rsidR="00000000" w:rsidDel="00000000" w:rsidP="00000000" w:rsidRDefault="00000000" w:rsidRPr="00000000" w14:paraId="000000E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portion control</w:t>
      </w:r>
    </w:p>
    <w:p w:rsidR="00000000" w:rsidDel="00000000" w:rsidP="00000000" w:rsidRDefault="00000000" w:rsidRPr="00000000" w14:paraId="000000E8">
      <w:pPr>
        <w:pageBreakBefore w:val="0"/>
        <w:tabs>
          <w:tab w:val="left" w:pos="4360"/>
        </w:tabs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adding veggies/eating healthier food/adding fruit</w:t>
        <w:tab/>
      </w:r>
    </w:p>
    <w:p w:rsidR="00000000" w:rsidDel="00000000" w:rsidP="00000000" w:rsidRDefault="00000000" w:rsidRPr="00000000" w14:paraId="000000E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 – balance</w:t>
      </w:r>
    </w:p>
    <w:p w:rsidR="00000000" w:rsidDel="00000000" w:rsidP="00000000" w:rsidRDefault="00000000" w:rsidRPr="00000000" w14:paraId="000000E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 – less sugar</w:t>
      </w:r>
    </w:p>
    <w:p w:rsidR="00000000" w:rsidDel="00000000" w:rsidP="00000000" w:rsidRDefault="00000000" w:rsidRPr="00000000" w14:paraId="000000E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 – home cooked/organic</w:t>
      </w:r>
    </w:p>
    <w:p w:rsidR="00000000" w:rsidDel="00000000" w:rsidP="00000000" w:rsidRDefault="00000000" w:rsidRPr="00000000" w14:paraId="000000E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 – current diet</w:t>
      </w:r>
    </w:p>
    <w:p w:rsidR="00000000" w:rsidDel="00000000" w:rsidP="00000000" w:rsidRDefault="00000000" w:rsidRPr="00000000" w14:paraId="000000E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7 – more protein</w:t>
      </w:r>
    </w:p>
    <w:p w:rsidR="00000000" w:rsidDel="00000000" w:rsidP="00000000" w:rsidRDefault="00000000" w:rsidRPr="00000000" w14:paraId="000000E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8 – unclear</w:t>
      </w:r>
    </w:p>
    <w:p w:rsidR="00000000" w:rsidDel="00000000" w:rsidP="00000000" w:rsidRDefault="00000000" w:rsidRPr="00000000" w14:paraId="000000E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37) income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$15,000 </w:t>
      </w:r>
    </w:p>
    <w:sdt>
      <w:sdtPr>
        <w:tag w:val="goog_rdk_53"/>
      </w:sdtPr>
      <w:sdtContent>
        <w:p w:rsidR="00000000" w:rsidDel="00000000" w:rsidP="00000000" w:rsidRDefault="00000000" w:rsidRPr="00000000" w14:paraId="000000F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f6f8fa" w:val="clear"/>
            <w:tabs>
              <w:tab w:val="left" w:pos="916"/>
              <w:tab w:val="left" w:pos="1832"/>
              <w:tab w:val="left" w:pos="2748"/>
              <w:tab w:val="left" w:pos="3664"/>
              <w:tab w:val="left" w:pos="4580"/>
              <w:tab w:val="left" w:pos="5496"/>
              <w:tab w:val="left" w:pos="6412"/>
              <w:tab w:val="left" w:pos="7328"/>
              <w:tab w:val="left" w:pos="8244"/>
              <w:tab w:val="left" w:pos="9160"/>
              <w:tab w:val="left" w:pos="10076"/>
              <w:tab w:val="left" w:pos="10992"/>
              <w:tab w:val="left" w:pos="11908"/>
              <w:tab w:val="left" w:pos="12824"/>
              <w:tab w:val="left" w:pos="13740"/>
              <w:tab w:val="left" w:pos="14656"/>
            </w:tabs>
            <w:spacing w:after="0" w:before="0" w:line="240" w:lineRule="auto"/>
            <w:ind w:left="0" w:right="0" w:firstLine="0"/>
            <w:jc w:val="left"/>
            <w:rPr>
              <w:del w:author="Dhanashree Gurav" w:id="25" w:date="2021-06-07T09:25:22Z"/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24292e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2 - $15,001 to $30,000 </w:t>
          </w:r>
          <w:sdt>
            <w:sdtPr>
              <w:tag w:val="goog_rdk_52"/>
            </w:sdtPr>
            <w:sdtContent>
              <w:del w:author="Dhanashree Gurav" w:id="25" w:date="2021-06-07T09:25:22Z">
                <w:r w:rsidDel="00000000" w:rsidR="00000000" w:rsidRPr="00000000">
                  <w:rPr>
                    <w:rtl w:val="0"/>
                  </w:rPr>
                </w:r>
              </w:del>
            </w:sdtContent>
          </w:sdt>
        </w:p>
      </w:sdtContent>
    </w:sdt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$30,001 to $50,000 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$50,001 to $70,000 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$70,001 to $100,000 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higher than $100,000</w:t>
      </w:r>
    </w:p>
    <w:p w:rsidR="00000000" w:rsidDel="00000000" w:rsidP="00000000" w:rsidRDefault="00000000" w:rsidRPr="00000000" w14:paraId="000000F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38) indian_food – how likely are you to eat indian food when available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0F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39) Italian_food – how likely are you to eat Italian food when available?</w:t>
      </w:r>
    </w:p>
    <w:p w:rsidR="00000000" w:rsidDel="00000000" w:rsidP="00000000" w:rsidRDefault="00000000" w:rsidRPr="00000000" w14:paraId="0000010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0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40) life_rewarding – how likely are you to agree with the following statement: “I feel life is very rewarding!” ?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to 10 where 1 is strongly agree and 10 is strongly disagree - scale</w:t>
      </w:r>
    </w:p>
    <w:p w:rsidR="00000000" w:rsidDel="00000000" w:rsidP="00000000" w:rsidRDefault="00000000" w:rsidRPr="00000000" w14:paraId="0000010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41) marital_status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1 -Single 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In a relationship 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Cohabiting 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Married 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Divorced 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Widowed</w:t>
      </w:r>
    </w:p>
    <w:p w:rsidR="00000000" w:rsidDel="00000000" w:rsidP="00000000" w:rsidRDefault="00000000" w:rsidRPr="00000000" w14:paraId="0000011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42) meals_dinner_friend – What would you serve to a friend for dinner?</w:t>
      </w:r>
    </w:p>
    <w:p w:rsidR="00000000" w:rsidDel="00000000" w:rsidP="00000000" w:rsidRDefault="00000000" w:rsidRPr="00000000" w14:paraId="0000011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 ended</w:t>
      </w:r>
    </w:p>
    <w:p w:rsidR="00000000" w:rsidDel="00000000" w:rsidP="00000000" w:rsidRDefault="00000000" w:rsidRPr="00000000" w14:paraId="0000011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43) mother</w:t>
      </w:r>
      <w:sdt>
        <w:sdtPr>
          <w:tag w:val="goog_rdk_54"/>
        </w:sdtPr>
        <w:sdtContent>
          <w:del w:author="Tenenz" w:id="26" w:date="2021-09-26T12:15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_education 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less than high school 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high school degree 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some college degree 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college degree 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graduate degree</w:t>
      </w:r>
    </w:p>
    <w:p w:rsidR="00000000" w:rsidDel="00000000" w:rsidP="00000000" w:rsidRDefault="00000000" w:rsidRPr="00000000" w14:paraId="0000011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44) mother</w:t>
      </w:r>
      <w:sdt>
        <w:sdtPr>
          <w:tag w:val="goog_rdk_55"/>
        </w:sdtPr>
        <w:sdtContent>
          <w:del w:author="Tenenz" w:id="27" w:date="2021-09-26T12:15:21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s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_profession – what is your mother’s profession? </w:t>
      </w:r>
    </w:p>
    <w:p w:rsidR="00000000" w:rsidDel="00000000" w:rsidP="00000000" w:rsidRDefault="00000000" w:rsidRPr="00000000" w14:paraId="0000011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45) nutritional_check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checking nutritional values frequency 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never 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on certain products only 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very rarely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most products 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on everything</w:t>
      </w:r>
    </w:p>
    <w:p w:rsidR="00000000" w:rsidDel="00000000" w:rsidP="00000000" w:rsidRDefault="00000000" w:rsidRPr="00000000" w14:paraId="0000012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46) on_off_campus – living situation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On campus 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Rent out of campus 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Live with my parents and commute 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Own my own house</w:t>
      </w:r>
    </w:p>
    <w:p w:rsidR="00000000" w:rsidDel="00000000" w:rsidP="00000000" w:rsidRDefault="00000000" w:rsidRPr="00000000" w14:paraId="0000012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47) parents_cook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Approximately how many days a week did your parents cook? 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Almost everyday 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2 - 2-3 times a week 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3 - 1-2 times a week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on holidays only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never</w:t>
      </w:r>
    </w:p>
    <w:p w:rsidR="00000000" w:rsidDel="00000000" w:rsidP="00000000" w:rsidRDefault="00000000" w:rsidRPr="00000000" w14:paraId="0000013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48) pay_meal_out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much would you pay for meal out? 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up to $5.00 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$5.01 to $10.00 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$10.01 to $20.00 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$20.01 to $30.00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$30.01 to $40.00 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more than $40.01 </w:t>
      </w:r>
    </w:p>
    <w:p w:rsidR="00000000" w:rsidDel="00000000" w:rsidP="00000000" w:rsidRDefault="00000000" w:rsidRPr="00000000" w14:paraId="0000013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49) Persian_food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likely to eat persian food when available?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4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50) self_perception_weight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self perception of weight 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6 - i dont think myself in these terms 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overweight 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slightly overweight 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just right 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very fit </w:t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slim </w:t>
      </w:r>
    </w:p>
    <w:p w:rsidR="00000000" w:rsidDel="00000000" w:rsidP="00000000" w:rsidRDefault="00000000" w:rsidRPr="00000000" w14:paraId="0000014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51) Which of the two pictures you associate with the word soup?</w:t>
      </w:r>
    </w:p>
    <w:p w:rsidR="00000000" w:rsidDel="00000000" w:rsidP="00000000" w:rsidRDefault="00000000" w:rsidRPr="00000000" w14:paraId="0000014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veggie soup</w:t>
      </w:r>
    </w:p>
    <w:p w:rsidR="00000000" w:rsidDel="00000000" w:rsidP="00000000" w:rsidRDefault="00000000" w:rsidRPr="00000000" w14:paraId="0000014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creamy soup</w:t>
      </w:r>
    </w:p>
    <w:p w:rsidR="00000000" w:rsidDel="00000000" w:rsidP="00000000" w:rsidRDefault="00000000" w:rsidRPr="00000000" w14:paraId="0000014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714500" cy="1068544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068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1447800" cy="1447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52) sports - sports – do you do any sporting activity?</w:t>
      </w:r>
    </w:p>
    <w:p w:rsidR="00000000" w:rsidDel="00000000" w:rsidP="00000000" w:rsidRDefault="00000000" w:rsidRPr="00000000" w14:paraId="0000015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155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1 - Yes </w:t>
      </w:r>
    </w:p>
    <w:p w:rsidR="00000000" w:rsidDel="00000000" w:rsidP="00000000" w:rsidRDefault="00000000" w:rsidRPr="00000000" w14:paraId="00000156">
      <w:pPr>
        <w:pageBreakBefore w:val="0"/>
        <w:rPr>
          <w:rFonts w:ascii="Times New Roman" w:cs="Times New Roman" w:eastAsia="Times New Roman" w:hAnsi="Times New Roman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2 - No </w:t>
      </w:r>
    </w:p>
    <w:p w:rsidR="00000000" w:rsidDel="00000000" w:rsidP="00000000" w:rsidRDefault="00000000" w:rsidRPr="00000000" w14:paraId="0000015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 – no answer</w:t>
      </w:r>
    </w:p>
    <w:p w:rsidR="00000000" w:rsidDel="00000000" w:rsidP="00000000" w:rsidRDefault="00000000" w:rsidRPr="00000000" w14:paraId="0000015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53) thai_food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56"/>
        </w:sdtPr>
        <w:sdtContent>
          <w:ins w:author="Shivanshu Yadav" w:id="28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is it to</w:t>
            </w:r>
          </w:ins>
        </w:sdtContent>
      </w:sdt>
      <w:sdt>
        <w:sdtPr>
          <w:tag w:val="goog_rdk_57"/>
        </w:sdtPr>
        <w:sdtContent>
          <w:del w:author="Shivanshu Yadav" w:id="28" w:date="2021-07-09T22:06:3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thai food when available?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likely 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 </w:t>
      </w:r>
    </w:p>
    <w:p w:rsidR="00000000" w:rsidDel="00000000" w:rsidP="00000000" w:rsidRDefault="00000000" w:rsidRPr="00000000" w14:paraId="0000015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54) tortilla_calories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a burrito </w:t>
      </w:r>
      <w:sdt>
        <w:sdtPr>
          <w:tag w:val="goog_rdk_58"/>
        </w:sdtPr>
        <w:sdtContent>
          <w:ins w:author="Shivanshu Yadav" w:id="29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59"/>
        </w:sdtPr>
        <w:sdtContent>
          <w:del w:author="Shivanshu Yadav" w:id="29" w:date="2021-07-09T22:06:21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from </w:t>
      </w:r>
      <w:sdt>
        <w:sdtPr>
          <w:tag w:val="goog_rdk_60"/>
        </w:sdtPr>
        <w:sdtContent>
          <w:ins w:author="Shivanshu Yadav" w:id="30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Chipotle</w:t>
            </w:r>
          </w:ins>
        </w:sdtContent>
      </w:sdt>
      <w:sdt>
        <w:sdtPr>
          <w:tag w:val="goog_rdk_61"/>
        </w:sdtPr>
        <w:sdtContent>
          <w:del w:author="Shivanshu Yadav" w:id="30" w:date="2021-07-09T22:06:24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Chipolte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?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1 - 580 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2 - 725 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3 - 940 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4 - 1165</w:t>
      </w:r>
    </w:p>
    <w:p w:rsidR="00000000" w:rsidDel="00000000" w:rsidP="00000000" w:rsidRDefault="00000000" w:rsidRPr="00000000" w14:paraId="00000166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55) turkey_calories - Can you guess how many calories are in the foods shown below? (Panera Bread Roasted Turkey and Avocado BLT)</w:t>
      </w:r>
    </w:p>
    <w:p w:rsidR="00000000" w:rsidDel="00000000" w:rsidP="00000000" w:rsidRDefault="00000000" w:rsidRPr="00000000" w14:paraId="0000016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1 - 345 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2 - 500 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3 - 690 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4 - 850</w:t>
      </w:r>
    </w:p>
    <w:p w:rsidR="00000000" w:rsidDel="00000000" w:rsidP="00000000" w:rsidRDefault="00000000" w:rsidRPr="00000000" w14:paraId="0000016D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56) type_sports – what type of sports are you </w:t>
      </w:r>
      <w:sdt>
        <w:sdtPr>
          <w:tag w:val="goog_rdk_62"/>
        </w:sdtPr>
        <w:sdtContent>
          <w:ins w:author="Shivanshu Yadav" w:id="31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involved in</w:t>
            </w:r>
          </w:ins>
        </w:sdtContent>
      </w:sdt>
      <w:sdt>
        <w:sdtPr>
          <w:tag w:val="goog_rdk_63"/>
        </w:sdtPr>
        <w:sdtContent>
          <w:del w:author="Shivanshu Yadav" w:id="31" w:date="2021-07-09T22:06:12Z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delText xml:space="preserve">involved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?</w:t>
      </w:r>
    </w:p>
    <w:p w:rsidR="00000000" w:rsidDel="00000000" w:rsidP="00000000" w:rsidRDefault="00000000" w:rsidRPr="00000000" w14:paraId="00000170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Open-ended</w:t>
      </w:r>
    </w:p>
    <w:p w:rsidR="00000000" w:rsidDel="00000000" w:rsidP="00000000" w:rsidRDefault="00000000" w:rsidRPr="00000000" w14:paraId="00000171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57) veggies_day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How </w:t>
      </w:r>
      <w:sdt>
        <w:sdtPr>
          <w:tag w:val="goog_rdk_64"/>
        </w:sdtPr>
        <w:sdtContent>
          <w:ins w:author="Shivanshu Yadav" w:id="32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likely are you to</w:t>
            </w:r>
          </w:ins>
        </w:sdtContent>
      </w:sdt>
      <w:sdt>
        <w:sdtPr>
          <w:tag w:val="goog_rdk_65"/>
        </w:sdtPr>
        <w:sdtContent>
          <w:del w:author="Shivanshu Yadav" w:id="32" w:date="2021-07-09T22:06:02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likely to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eat veggies in a day? 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very unlikely 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unlikely 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neutral 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4- likely 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5 - very likely</w:t>
      </w:r>
    </w:p>
    <w:p w:rsidR="00000000" w:rsidDel="00000000" w:rsidP="00000000" w:rsidRDefault="00000000" w:rsidRPr="00000000" w14:paraId="00000178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58) vitamins – do you take any supplements or vitamins?</w:t>
      </w:r>
    </w:p>
    <w:p w:rsidR="00000000" w:rsidDel="00000000" w:rsidP="00000000" w:rsidRDefault="00000000" w:rsidRPr="00000000" w14:paraId="0000017A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1 – yes</w:t>
      </w:r>
    </w:p>
    <w:p w:rsidR="00000000" w:rsidDel="00000000" w:rsidP="00000000" w:rsidRDefault="00000000" w:rsidRPr="00000000" w14:paraId="0000017B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 – no</w:t>
      </w:r>
    </w:p>
    <w:p w:rsidR="00000000" w:rsidDel="00000000" w:rsidP="00000000" w:rsidRDefault="00000000" w:rsidRPr="00000000" w14:paraId="0000017C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59) waffle_calories 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guessing calories in waffle potato </w:t>
      </w:r>
      <w:sdt>
        <w:sdtPr>
          <w:tag w:val="goog_rdk_66"/>
        </w:sdtPr>
        <w:sdtContent>
          <w:ins w:author="Shivanshu Yadav" w:id="33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sandwich</w:t>
            </w:r>
          </w:ins>
        </w:sdtContent>
      </w:sdt>
      <w:sdt>
        <w:sdtPr>
          <w:tag w:val="goog_rdk_67"/>
        </w:sdtPr>
        <w:sdtContent>
          <w:del w:author="Shivanshu Yadav" w:id="33" w:date="2021-07-09T22:05:47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4292e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delText xml:space="preserve">sandwhich</w:delText>
            </w:r>
          </w:del>
        </w:sdtContent>
      </w:sdt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1 - 575 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2 - 760 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3 - 900 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6f8fa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24292e"/>
          <w:sz w:val="24"/>
          <w:szCs w:val="24"/>
          <w:u w:val="none"/>
          <w:shd w:fill="auto" w:val="clear"/>
          <w:vertAlign w:val="baseline"/>
          <w:rtl w:val="0"/>
        </w:rPr>
        <w:t xml:space="preserve">4 - 1315</w:t>
      </w:r>
    </w:p>
    <w:p w:rsidR="00000000" w:rsidDel="00000000" w:rsidP="00000000" w:rsidRDefault="00000000" w:rsidRPr="00000000" w14:paraId="00000182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60) weight – what is your weight in pounds? </w:t>
      </w:r>
    </w:p>
    <w:p w:rsidR="00000000" w:rsidDel="00000000" w:rsidP="00000000" w:rsidRDefault="00000000" w:rsidRPr="00000000" w14:paraId="00000184">
      <w:pPr>
        <w:pageBreakBefore w:val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3F562E"/>
    <w:rPr>
      <w:rFonts w:ascii="Lucida Grande" w:cs="Lucida Grande" w:hAnsi="Lucida Grande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3F562E"/>
    <w:rPr>
      <w:rFonts w:ascii="Lucida Grande" w:cs="Lucida Grande" w:hAnsi="Lucida Grande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 w:val="1"/>
    <w:rsid w:val="003F562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cs="Courier" w:hAnsi="Courier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3F562E"/>
    <w:rPr>
      <w:rFonts w:ascii="Courier" w:cs="Courier" w:hAnsi="Courier"/>
      <w:sz w:val="20"/>
      <w:szCs w:val="20"/>
    </w:rPr>
  </w:style>
  <w:style w:type="character" w:styleId="HTMLCode">
    <w:name w:val="HTML Code"/>
    <w:basedOn w:val="DefaultParagraphFont"/>
    <w:uiPriority w:val="99"/>
    <w:semiHidden w:val="1"/>
    <w:unhideWhenUsed w:val="1"/>
    <w:rsid w:val="003F562E"/>
    <w:rPr>
      <w:rFonts w:ascii="Courier" w:cs="Courier" w:hAnsi="Courier" w:eastAsiaTheme="minorEastAsia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8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k2M43X1j3rXYb46Rtvy1JQH4Jw==">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2017-04-18T14:00:00Z</dcterms:created>
  <dc:creator>Mercyhurst  University</dc:creator>
</cp:coreProperties>
</file>